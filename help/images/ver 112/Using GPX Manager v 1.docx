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A10FFB" w:rsidP="00D45563">
      <w:pPr>
        <w:pStyle w:val="Heading1"/>
        <w:jc w:val="center"/>
      </w:pPr>
      <w:r>
        <w:t>Using GPX Manager</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A850FE" w:rsidRDefault="00A850FE" w:rsidP="00A850FE">
      <w:pPr>
        <w:pStyle w:val="Heading3"/>
      </w:pPr>
      <w:r>
        <w:t>Setting up GPX Manager</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226BC2" w:rsidRDefault="00226BC2" w:rsidP="00226BC2">
      <w:pPr>
        <w:pStyle w:val="Heading2"/>
      </w:pPr>
      <w:r>
        <w:t>What version of GPX Manager is installed</w:t>
      </w:r>
    </w:p>
    <w:p w:rsidR="00226BC2" w:rsidRDefault="00226BC2" w:rsidP="00F1426C">
      <w:r>
        <w:t>To find out what version of GPX Manager is installed in your computer you can either 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5508"/>
      </w:tblGrid>
      <w:tr w:rsidR="00226BC2" w:rsidTr="00226BC2">
        <w:tc>
          <w:tcPr>
            <w:tcW w:w="5508" w:type="dxa"/>
          </w:tcPr>
          <w:p w:rsidR="00226BC2" w:rsidRDefault="00226BC2" w:rsidP="00226BC2">
            <w:pPr>
              <w:pStyle w:val="ListParagraph"/>
              <w:numPr>
                <w:ilvl w:val="0"/>
                <w:numId w:val="41"/>
              </w:numPr>
            </w:pPr>
            <w:r>
              <w:t>Click on the selected icon in the toolbar</w:t>
            </w:r>
          </w:p>
        </w:tc>
        <w:tc>
          <w:tcPr>
            <w:tcW w:w="5508" w:type="dxa"/>
          </w:tcPr>
          <w:p w:rsidR="00226BC2" w:rsidRDefault="00226BC2" w:rsidP="00F1426C">
            <w:r>
              <w:rPr>
                <w:noProof/>
              </w:rPr>
              <w:drawing>
                <wp:inline distT="0" distB="0" distL="0" distR="0">
                  <wp:extent cx="1657350" cy="566305"/>
                  <wp:effectExtent l="19050" t="0" r="0" b="0"/>
                  <wp:docPr id="69" name="Picture 68" descr="about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oolbar button.jpg"/>
                          <pic:cNvPicPr/>
                        </pic:nvPicPr>
                        <pic:blipFill>
                          <a:blip r:embed="rId10" cstate="print"/>
                          <a:stretch>
                            <a:fillRect/>
                          </a:stretch>
                        </pic:blipFill>
                        <pic:spPr>
                          <a:xfrm>
                            <a:off x="0" y="0"/>
                            <a:ext cx="1656759" cy="566103"/>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226BC2">
            <w:pPr>
              <w:pStyle w:val="ListParagraph"/>
              <w:numPr>
                <w:ilvl w:val="0"/>
                <w:numId w:val="41"/>
              </w:numPr>
            </w:pPr>
            <w:r>
              <w:t xml:space="preserve">Click on </w:t>
            </w:r>
            <w:r w:rsidRPr="00226BC2">
              <w:rPr>
                <w:b/>
              </w:rPr>
              <w:t>Help</w:t>
            </w:r>
            <w:r>
              <w:t xml:space="preserve"> then </w:t>
            </w:r>
            <w:r w:rsidRPr="00226BC2">
              <w:rPr>
                <w:b/>
              </w:rPr>
              <w:t>About</w:t>
            </w:r>
            <w:r>
              <w:t xml:space="preserve"> in the menu</w:t>
            </w:r>
          </w:p>
        </w:tc>
        <w:tc>
          <w:tcPr>
            <w:tcW w:w="5508" w:type="dxa"/>
          </w:tcPr>
          <w:p w:rsidR="00226BC2" w:rsidRDefault="00226BC2" w:rsidP="00F1426C">
            <w:r>
              <w:rPr>
                <w:noProof/>
              </w:rPr>
              <w:drawing>
                <wp:inline distT="0" distB="0" distL="0" distR="0">
                  <wp:extent cx="1733550" cy="623421"/>
                  <wp:effectExtent l="19050" t="0" r="0" b="0"/>
                  <wp:docPr id="70" name="Picture 69" descr="about menu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menu item.jpg"/>
                          <pic:cNvPicPr/>
                        </pic:nvPicPr>
                        <pic:blipFill>
                          <a:blip r:embed="rId11" cstate="print"/>
                          <a:stretch>
                            <a:fillRect/>
                          </a:stretch>
                        </pic:blipFill>
                        <pic:spPr>
                          <a:xfrm>
                            <a:off x="0" y="0"/>
                            <a:ext cx="1733550" cy="623421"/>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874019">
            <w:pPr>
              <w:ind w:left="360"/>
            </w:pPr>
            <w:r>
              <w:t>The following window will open</w:t>
            </w:r>
            <w:ins w:id="0" w:author="Raffy Martinez" w:date="2020-12-02T06:56:00Z">
              <w:r w:rsidR="00254C42">
                <w:t>.</w:t>
              </w:r>
              <w:r w:rsidR="00254C42">
                <w:br/>
              </w:r>
              <w:r w:rsidR="00254C42">
                <w:br/>
                <w:t xml:space="preserve">Take note of the version numbers, one for GPX Manager, and the other for the mapping component, </w:t>
              </w:r>
              <w:proofErr w:type="spellStart"/>
              <w:r w:rsidR="00254C42">
                <w:t>MapWinGIS</w:t>
              </w:r>
              <w:proofErr w:type="spellEnd"/>
              <w:r w:rsidR="00254C42">
                <w:t xml:space="preserve"> OCX.</w:t>
              </w:r>
            </w:ins>
            <w:r w:rsidR="00874019">
              <w:br/>
            </w:r>
          </w:p>
        </w:tc>
        <w:tc>
          <w:tcPr>
            <w:tcW w:w="5508" w:type="dxa"/>
          </w:tcPr>
          <w:p w:rsidR="00226BC2" w:rsidRDefault="00226BC2" w:rsidP="00F1426C">
            <w:pPr>
              <w:rPr>
                <w:noProof/>
              </w:rPr>
            </w:pPr>
            <w:r>
              <w:rPr>
                <w:noProof/>
              </w:rPr>
              <w:drawing>
                <wp:inline distT="0" distB="0" distL="0" distR="0">
                  <wp:extent cx="1799985" cy="2080260"/>
                  <wp:effectExtent l="19050" t="0" r="0" b="0"/>
                  <wp:docPr id="71" name="Picture 70" descr="abou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window.jpg"/>
                          <pic:cNvPicPr/>
                        </pic:nvPicPr>
                        <pic:blipFill>
                          <a:blip r:embed="rId12" cstate="print"/>
                          <a:stretch>
                            <a:fillRect/>
                          </a:stretch>
                        </pic:blipFill>
                        <pic:spPr>
                          <a:xfrm>
                            <a:off x="0" y="0"/>
                            <a:ext cx="1799985" cy="2080260"/>
                          </a:xfrm>
                          <a:prstGeom prst="rect">
                            <a:avLst/>
                          </a:prstGeom>
                        </pic:spPr>
                      </pic:pic>
                    </a:graphicData>
                  </a:graphic>
                </wp:inline>
              </w:drawing>
            </w:r>
          </w:p>
        </w:tc>
      </w:tr>
    </w:tbl>
    <w:p w:rsidR="006F1FF3" w:rsidRDefault="008B2308" w:rsidP="008B2308">
      <w:pPr>
        <w:pStyle w:val="Heading2"/>
      </w:pPr>
      <w:r>
        <w:lastRenderedPageBreak/>
        <w:t>Enrolling GPS devices to the database</w:t>
      </w:r>
    </w:p>
    <w:p w:rsidR="008B2308" w:rsidDel="00A850FE" w:rsidRDefault="008B2308" w:rsidP="008B2308">
      <w:pPr>
        <w:rPr>
          <w:del w:id="1" w:author="Raffy Martinez" w:date="2020-12-01T14:17:00Z"/>
        </w:rPr>
      </w:pPr>
      <w:del w:id="2" w:author="Raffy Martinez" w:date="2020-12-01T14:17:00Z">
        <w:r w:rsidDel="00A850FE">
          <w:delText>The serial numbers and device names of each GPS unit need to be saved in the database. This is done once for each device by enrolling them.</w:delText>
        </w:r>
      </w:del>
    </w:p>
    <w:p w:rsidR="00A850FE" w:rsidRDefault="00A850FE" w:rsidP="008B2308">
      <w:pPr>
        <w:rPr>
          <w:ins w:id="3" w:author="Raffy Martinez" w:date="2020-12-01T14:17:00Z"/>
        </w:rPr>
      </w:pPr>
      <w:ins w:id="4" w:author="Raffy Martinez" w:date="2020-12-01T14:17:00Z">
        <w:r>
          <w:t xml:space="preserve">Enrolling GPS units to the application involves 2 steps. </w:t>
        </w:r>
      </w:ins>
    </w:p>
    <w:p w:rsidR="00000000" w:rsidRDefault="00A850FE">
      <w:pPr>
        <w:pStyle w:val="ListParagraph"/>
        <w:numPr>
          <w:ilvl w:val="0"/>
          <w:numId w:val="45"/>
        </w:numPr>
        <w:rPr>
          <w:ins w:id="5" w:author="Raffy Martinez" w:date="2020-12-01T14:18:00Z"/>
        </w:rPr>
        <w:pPrChange w:id="6" w:author="Raffy Martinez" w:date="2020-12-01T14:18:00Z">
          <w:pPr/>
        </w:pPrChange>
      </w:pPr>
      <w:ins w:id="7" w:author="Raffy Martinez" w:date="2020-12-01T14:18:00Z">
        <w:r>
          <w:t>Creating a special, empty file in the root directory of the GPS drive</w:t>
        </w:r>
      </w:ins>
      <w:ins w:id="8" w:author="Raffy Martinez" w:date="2020-12-02T06:57:00Z">
        <w:r w:rsidR="00254C42">
          <w:t>. The filename of this empty file</w:t>
        </w:r>
      </w:ins>
      <w:ins w:id="9" w:author="Raffy Martinez" w:date="2020-12-01T14:18:00Z">
        <w:r>
          <w:t xml:space="preserve"> will serve as a unique identifier of the GPS unit</w:t>
        </w:r>
      </w:ins>
    </w:p>
    <w:p w:rsidR="00000000" w:rsidRDefault="00A850FE">
      <w:pPr>
        <w:pStyle w:val="ListParagraph"/>
        <w:numPr>
          <w:ilvl w:val="0"/>
          <w:numId w:val="45"/>
        </w:numPr>
        <w:rPr>
          <w:ins w:id="10" w:author="Raffy Martinez" w:date="2020-12-01T14:17:00Z"/>
        </w:rPr>
        <w:pPrChange w:id="11" w:author="Raffy Martinez" w:date="2020-12-01T14:18:00Z">
          <w:pPr/>
        </w:pPrChange>
      </w:pPr>
      <w:ins w:id="12" w:author="Raffy Martinez" w:date="2020-12-01T14:19:00Z">
        <w:r>
          <w:t>Inputting GPS details so that these are saved to the database</w:t>
        </w:r>
      </w:ins>
      <w:ins w:id="13" w:author="Raffy Martinez" w:date="2020-12-01T14:43:00Z">
        <w:r w:rsidR="00CB41B7">
          <w:br/>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76"/>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3"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A850FE">
            <w:pPr>
              <w:pStyle w:val="ListParagraph"/>
              <w:numPr>
                <w:ilvl w:val="0"/>
                <w:numId w:val="6"/>
              </w:numPr>
            </w:pPr>
            <w:r>
              <w:t>The device that is recognized by windows is shown</w:t>
            </w:r>
            <w:r w:rsidR="005F0C86">
              <w:t xml:space="preserve"> in the Devices tree view.</w:t>
            </w:r>
            <w:ins w:id="14" w:author="Raffy Martinez" w:date="2020-12-01T14:22:00Z">
              <w:r w:rsidR="00A850FE">
                <w:br/>
              </w:r>
              <w:r w:rsidR="00A850FE">
                <w:br/>
                <w:t xml:space="preserve">Click the name of the detected device as shown </w:t>
              </w:r>
            </w:ins>
            <w:ins w:id="15" w:author="Raffy Martinez" w:date="2020-12-01T14:23:00Z">
              <w:r w:rsidR="00A850FE">
                <w:t>i</w:t>
              </w:r>
            </w:ins>
            <w:ins w:id="16" w:author="Raffy Martinez" w:date="2020-12-01T14:22:00Z">
              <w:r w:rsidR="00A850FE">
                <w:t>n our exampl</w:t>
              </w:r>
            </w:ins>
            <w:ins w:id="17" w:author="Raffy Martinez" w:date="2020-12-01T14:23:00Z">
              <w:r w:rsidR="00A850FE">
                <w:t>e to the right</w:t>
              </w:r>
            </w:ins>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4"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A850FE" w:rsidTr="00C81B2A">
        <w:trPr>
          <w:ins w:id="18" w:author="Raffy Martinez" w:date="2020-12-01T14:20:00Z"/>
        </w:trPr>
        <w:tc>
          <w:tcPr>
            <w:tcW w:w="4518" w:type="dxa"/>
          </w:tcPr>
          <w:p w:rsidR="00A850FE" w:rsidRDefault="00A850FE" w:rsidP="008B2308">
            <w:pPr>
              <w:pStyle w:val="ListParagraph"/>
              <w:numPr>
                <w:ilvl w:val="0"/>
                <w:numId w:val="6"/>
              </w:numPr>
              <w:rPr>
                <w:ins w:id="19" w:author="Raffy Martinez" w:date="2020-12-01T14:20:00Z"/>
              </w:rPr>
            </w:pPr>
            <w:ins w:id="20" w:author="Raffy Martinez" w:date="2020-12-01T14:23:00Z">
              <w:r>
                <w:t xml:space="preserve">We </w:t>
              </w:r>
            </w:ins>
            <w:ins w:id="21" w:author="Raffy Martinez" w:date="2020-12-01T14:30:00Z">
              <w:r w:rsidR="0049046F">
                <w:t xml:space="preserve">are informed that a </w:t>
              </w:r>
              <w:proofErr w:type="spellStart"/>
              <w:r w:rsidR="0049046F">
                <w:t>gpsid</w:t>
              </w:r>
              <w:proofErr w:type="spellEnd"/>
              <w:r w:rsidR="0049046F">
                <w:t xml:space="preserve"> file is missing. Click on the button to create a </w:t>
              </w:r>
              <w:proofErr w:type="spellStart"/>
              <w:r w:rsidR="0049046F">
                <w:t>gpsid</w:t>
              </w:r>
              <w:proofErr w:type="spellEnd"/>
              <w:r w:rsidR="0049046F">
                <w:t xml:space="preserve"> file.</w:t>
              </w:r>
            </w:ins>
          </w:p>
        </w:tc>
        <w:tc>
          <w:tcPr>
            <w:tcW w:w="5940" w:type="dxa"/>
          </w:tcPr>
          <w:p w:rsidR="00A850FE" w:rsidRDefault="00B3560E" w:rsidP="008B2308">
            <w:pPr>
              <w:rPr>
                <w:ins w:id="22" w:author="Raffy Martinez" w:date="2020-12-01T14:31:00Z"/>
                <w:noProof/>
              </w:rPr>
            </w:pPr>
            <w:ins w:id="23" w:author="Raffy Martinez" w:date="2020-12-01T14:31:00Z">
              <w:r>
                <w:rPr>
                  <w:noProof/>
                </w:rPr>
                <w:drawing>
                  <wp:inline distT="0" distB="0" distL="0" distR="0">
                    <wp:extent cx="3509010" cy="1156529"/>
                    <wp:effectExtent l="19050" t="0" r="0" b="0"/>
                    <wp:docPr id="72" name="Picture 71" descr="required gpsid missing 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 gpsid missing label.jpg"/>
                            <pic:cNvPicPr/>
                          </pic:nvPicPr>
                          <pic:blipFill>
                            <a:blip r:embed="rId15" cstate="print"/>
                            <a:stretch>
                              <a:fillRect/>
                            </a:stretch>
                          </pic:blipFill>
                          <pic:spPr>
                            <a:xfrm>
                              <a:off x="0" y="0"/>
                              <a:ext cx="3511201" cy="1157251"/>
                            </a:xfrm>
                            <a:prstGeom prst="rect">
                              <a:avLst/>
                            </a:prstGeom>
                          </pic:spPr>
                        </pic:pic>
                      </a:graphicData>
                    </a:graphic>
                  </wp:inline>
                </w:drawing>
              </w:r>
            </w:ins>
          </w:p>
          <w:p w:rsidR="0049046F" w:rsidRDefault="0049046F" w:rsidP="008B2308">
            <w:pPr>
              <w:rPr>
                <w:ins w:id="24" w:author="Raffy Martinez" w:date="2020-12-01T14:20:00Z"/>
                <w:noProof/>
              </w:rPr>
            </w:pPr>
          </w:p>
        </w:tc>
      </w:tr>
      <w:tr w:rsidR="0049046F" w:rsidTr="00C81B2A">
        <w:trPr>
          <w:ins w:id="25" w:author="Raffy Martinez" w:date="2020-12-01T14:31:00Z"/>
        </w:trPr>
        <w:tc>
          <w:tcPr>
            <w:tcW w:w="4518" w:type="dxa"/>
          </w:tcPr>
          <w:p w:rsidR="0049046F" w:rsidRDefault="0049046F" w:rsidP="003C0EEC">
            <w:pPr>
              <w:pStyle w:val="ListParagraph"/>
              <w:numPr>
                <w:ilvl w:val="0"/>
                <w:numId w:val="6"/>
              </w:numPr>
              <w:rPr>
                <w:ins w:id="26" w:author="Raffy Martinez" w:date="2020-12-01T14:31:00Z"/>
              </w:rPr>
            </w:pPr>
            <w:ins w:id="27" w:author="Raffy Martinez" w:date="2020-12-01T14:32:00Z">
              <w:r>
                <w:t xml:space="preserve">A window will open that allows us to </w:t>
              </w:r>
            </w:ins>
            <w:ins w:id="28" w:author="Raffy Martinez" w:date="2020-12-02T06:58:00Z">
              <w:r w:rsidR="00254C42">
                <w:t xml:space="preserve">supply the filename of the </w:t>
              </w:r>
            </w:ins>
            <w:proofErr w:type="spellStart"/>
            <w:ins w:id="29" w:author="Raffy Martinez" w:date="2020-12-01T14:32:00Z">
              <w:r>
                <w:t>gpsid</w:t>
              </w:r>
              <w:proofErr w:type="spellEnd"/>
              <w:r>
                <w:t xml:space="preserve"> file.</w:t>
              </w:r>
              <w:r>
                <w:br/>
              </w:r>
              <w:r>
                <w:br/>
              </w:r>
            </w:ins>
            <w:ins w:id="30" w:author="Raffy Martinez" w:date="2020-12-02T06:58:00Z">
              <w:r w:rsidR="00254C42">
                <w:t xml:space="preserve">Type in the filename of the </w:t>
              </w:r>
              <w:proofErr w:type="spellStart"/>
              <w:r w:rsidR="00254C42">
                <w:t>gpsid</w:t>
              </w:r>
            </w:ins>
            <w:proofErr w:type="spellEnd"/>
            <w:ins w:id="31" w:author="Raffy Martinez" w:date="2020-12-01T14:33:00Z">
              <w:r>
                <w:t>. A good choice is the assigned name of the unit, preferably without spaces</w:t>
              </w:r>
            </w:ins>
            <w:ins w:id="32" w:author="Raffy Martinez" w:date="2020-12-02T06:59:00Z">
              <w:r w:rsidR="00254C42">
                <w:t xml:space="preserve">. Shorter names are better. For example, if the assigned name is </w:t>
              </w:r>
            </w:ins>
            <w:ins w:id="33" w:author="Raffy Martinez" w:date="2020-12-02T07:00:00Z">
              <w:r w:rsidR="00254C42">
                <w:t xml:space="preserve">Concepcion 22, a good </w:t>
              </w:r>
              <w:r w:rsidR="00254C42">
                <w:t>candidate</w:t>
              </w:r>
              <w:r w:rsidR="00254C42">
                <w:t xml:space="preserve"> is Con22 or con22. Just be consistent in name styling.</w:t>
              </w:r>
            </w:ins>
            <w:ins w:id="34" w:author="Raffy Martinez" w:date="2020-12-01T14:35:00Z">
              <w:r>
                <w:br/>
              </w:r>
              <w:r>
                <w:br/>
              </w:r>
            </w:ins>
            <w:ins w:id="35" w:author="Raffy Martinez" w:date="2020-12-01T14:36:00Z">
              <w:r>
                <w:t xml:space="preserve">If the </w:t>
              </w:r>
              <w:proofErr w:type="spellStart"/>
              <w:r>
                <w:t>gpsid</w:t>
              </w:r>
              <w:proofErr w:type="spellEnd"/>
              <w:r>
                <w:t xml:space="preserve"> is accepted, </w:t>
              </w:r>
            </w:ins>
            <w:ins w:id="36" w:author="Raffy Martinez" w:date="2020-12-01T14:43:00Z">
              <w:r w:rsidR="00CB41B7">
                <w:t>the next step is</w:t>
              </w:r>
            </w:ins>
            <w:ins w:id="37" w:author="Raffy Martinez" w:date="2020-12-01T14:36:00Z">
              <w:r>
                <w:t xml:space="preserve"> to provide the details of the </w:t>
              </w:r>
            </w:ins>
            <w:ins w:id="38" w:author="Raffy Martinez" w:date="2020-12-01T14:44:00Z">
              <w:r w:rsidR="00CB41B7">
                <w:t>unit</w:t>
              </w:r>
              <w:r w:rsidR="00CB41B7">
                <w:br/>
              </w:r>
            </w:ins>
            <w:ins w:id="39" w:author="Raffy Martinez" w:date="2020-12-02T07:13:00Z">
              <w:r w:rsidR="003C0EEC">
                <w:br/>
              </w:r>
            </w:ins>
          </w:p>
        </w:tc>
        <w:tc>
          <w:tcPr>
            <w:tcW w:w="5940" w:type="dxa"/>
          </w:tcPr>
          <w:p w:rsidR="0049046F" w:rsidRDefault="00B3560E" w:rsidP="008B2308">
            <w:pPr>
              <w:rPr>
                <w:ins w:id="40" w:author="Raffy Martinez" w:date="2020-12-01T14:35:00Z"/>
                <w:noProof/>
              </w:rPr>
            </w:pPr>
            <w:ins w:id="41" w:author="Raffy Martinez" w:date="2020-12-01T14:35:00Z">
              <w:r>
                <w:rPr>
                  <w:noProof/>
                </w:rPr>
                <w:drawing>
                  <wp:inline distT="0" distB="0" distL="0" distR="0">
                    <wp:extent cx="2480310" cy="1182420"/>
                    <wp:effectExtent l="19050" t="0" r="0" b="0"/>
                    <wp:docPr id="73" name="Picture 72" descr="gpsid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id window.jpg"/>
                            <pic:cNvPicPr/>
                          </pic:nvPicPr>
                          <pic:blipFill>
                            <a:blip r:embed="rId16" cstate="print"/>
                            <a:stretch>
                              <a:fillRect/>
                            </a:stretch>
                          </pic:blipFill>
                          <pic:spPr>
                            <a:xfrm>
                              <a:off x="0" y="0"/>
                              <a:ext cx="2480310" cy="1182420"/>
                            </a:xfrm>
                            <a:prstGeom prst="rect">
                              <a:avLst/>
                            </a:prstGeom>
                          </pic:spPr>
                        </pic:pic>
                      </a:graphicData>
                    </a:graphic>
                  </wp:inline>
                </w:drawing>
              </w:r>
            </w:ins>
          </w:p>
          <w:p w:rsidR="0049046F" w:rsidRDefault="0049046F" w:rsidP="008B2308">
            <w:pPr>
              <w:rPr>
                <w:ins w:id="42" w:author="Raffy Martinez" w:date="2020-12-01T14:31:00Z"/>
                <w:noProof/>
              </w:rPr>
            </w:pPr>
          </w:p>
        </w:tc>
      </w:tr>
      <w:tr w:rsidR="0035132E" w:rsidTr="00C81B2A">
        <w:tc>
          <w:tcPr>
            <w:tcW w:w="4518" w:type="dxa"/>
          </w:tcPr>
          <w:p w:rsidR="0035132E" w:rsidRDefault="0035132E" w:rsidP="008B2308">
            <w:pPr>
              <w:pStyle w:val="ListParagraph"/>
              <w:numPr>
                <w:ilvl w:val="0"/>
                <w:numId w:val="6"/>
              </w:numPr>
            </w:pPr>
            <w:r>
              <w:lastRenderedPageBreak/>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Del="008A25BE" w:rsidRDefault="005F0C86" w:rsidP="0035132E">
            <w:pPr>
              <w:ind w:left="360"/>
              <w:rPr>
                <w:del w:id="43" w:author="Raffy Martinez" w:date="2020-12-01T14:47:00Z"/>
              </w:rPr>
            </w:pPr>
            <w:r>
              <w:t>As seen</w:t>
            </w:r>
            <w:ins w:id="44" w:author="Raffy Martinez" w:date="2020-12-01T18:45:00Z">
              <w:r w:rsidR="00073C55">
                <w:t xml:space="preserve"> in our example</w:t>
              </w:r>
            </w:ins>
            <w:r>
              <w:t>,</w:t>
            </w:r>
            <w:ins w:id="45" w:author="Raffy Martinez" w:date="2020-12-01T14:46:00Z">
              <w:r w:rsidR="008A25BE">
                <w:t xml:space="preserve"> the</w:t>
              </w:r>
            </w:ins>
            <w:r>
              <w:t xml:space="preserve"> Device ID</w:t>
            </w:r>
            <w:ins w:id="46" w:author="Raffy Martinez" w:date="2020-12-01T14:46:00Z">
              <w:r w:rsidR="008A25BE">
                <w:t xml:space="preserve"> (which is the </w:t>
              </w:r>
              <w:proofErr w:type="spellStart"/>
              <w:r w:rsidR="008A25BE">
                <w:t>gpsid</w:t>
              </w:r>
              <w:proofErr w:type="spellEnd"/>
              <w:r w:rsidR="008A25BE">
                <w:t xml:space="preserve"> prov</w:t>
              </w:r>
            </w:ins>
            <w:ins w:id="47" w:author="Raffy Martinez" w:date="2020-12-01T14:47:00Z">
              <w:r w:rsidR="008A25BE">
                <w:t>i</w:t>
              </w:r>
            </w:ins>
            <w:ins w:id="48" w:author="Raffy Martinez" w:date="2020-12-01T14:46:00Z">
              <w:r w:rsidR="008A25BE">
                <w:t>de</w:t>
              </w:r>
            </w:ins>
            <w:ins w:id="49" w:author="Raffy Martinez" w:date="2020-12-01T14:47:00Z">
              <w:r w:rsidR="008A25BE">
                <w:t>d</w:t>
              </w:r>
            </w:ins>
            <w:ins w:id="50" w:author="Raffy Martinez" w:date="2020-12-01T14:46:00Z">
              <w:r w:rsidR="008A25BE">
                <w:t xml:space="preserve"> earlier)</w:t>
              </w:r>
            </w:ins>
            <w:r>
              <w:t xml:space="preserve"> is already detected by GPX Manager. </w:t>
            </w:r>
            <w:del w:id="51" w:author="Raffy Martinez" w:date="2020-12-01T14:47:00Z">
              <w:r w:rsidDel="008A25BE">
                <w:delText>This will be used as the primary ID of the device</w:delText>
              </w:r>
            </w:del>
          </w:p>
          <w:p w:rsidR="00003A8E" w:rsidRDefault="00003A8E" w:rsidP="0035132E">
            <w:pPr>
              <w:ind w:left="360"/>
            </w:pPr>
          </w:p>
          <w:p w:rsidR="005F0C86" w:rsidRDefault="005F0C86" w:rsidP="0035132E">
            <w:pPr>
              <w:ind w:left="360"/>
            </w:pPr>
          </w:p>
        </w:tc>
        <w:tc>
          <w:tcPr>
            <w:tcW w:w="5940" w:type="dxa"/>
          </w:tcPr>
          <w:p w:rsidR="0035132E" w:rsidDel="00073C55" w:rsidRDefault="0035132E" w:rsidP="008B2308">
            <w:pPr>
              <w:rPr>
                <w:del w:id="52" w:author="Raffy Martinez" w:date="2020-12-01T18:45:00Z"/>
                <w:noProof/>
              </w:rPr>
            </w:pPr>
          </w:p>
          <w:p w:rsidR="0035132E" w:rsidRDefault="0035132E" w:rsidP="008B2308">
            <w:pPr>
              <w:rPr>
                <w:noProof/>
              </w:rPr>
            </w:pPr>
            <w:r>
              <w:rPr>
                <w:noProof/>
              </w:rPr>
              <w:drawing>
                <wp:inline distT="0" distB="0" distL="0" distR="0">
                  <wp:extent cx="3634406" cy="2534519"/>
                  <wp:effectExtent l="19050" t="0" r="4144"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7" cstate="print"/>
                          <a:stretch>
                            <a:fillRect/>
                          </a:stretch>
                        </pic:blipFill>
                        <pic:spPr>
                          <a:xfrm>
                            <a:off x="0" y="0"/>
                            <a:ext cx="3634406" cy="2534519"/>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8"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9"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20"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21" o:title=""/>
                </v:shape>
                <o:OLEObject Type="Embed" ProgID="PBrush" ShapeID="_x0000_i1025" DrawAspect="Content" ObjectID="_1668429579" r:id="rId22"/>
              </w:object>
            </w:r>
            <w:r w:rsidR="00C81B2A">
              <w:br/>
            </w:r>
          </w:p>
        </w:tc>
      </w:tr>
      <w:tr w:rsidR="00D85032" w:rsidTr="00C81B2A">
        <w:tc>
          <w:tcPr>
            <w:tcW w:w="4518" w:type="dxa"/>
          </w:tcPr>
          <w:p w:rsidR="00D85032" w:rsidRDefault="00D85032" w:rsidP="008B2308">
            <w:pPr>
              <w:pStyle w:val="ListParagraph"/>
              <w:numPr>
                <w:ilvl w:val="0"/>
                <w:numId w:val="6"/>
              </w:numPr>
            </w:pPr>
            <w:r>
              <w:lastRenderedPageBreak/>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Del="003C0EEC" w:rsidRDefault="00D85032" w:rsidP="008B2308">
            <w:pPr>
              <w:rPr>
                <w:del w:id="53" w:author="Raffy Martinez" w:date="2020-12-02T07:18:00Z"/>
              </w:rPr>
            </w:pPr>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23" cstate="print"/>
                          <a:stretch>
                            <a:fillRect/>
                          </a:stretch>
                        </pic:blipFill>
                        <pic:spPr>
                          <a:xfrm>
                            <a:off x="0" y="0"/>
                            <a:ext cx="3276146" cy="2743694"/>
                          </a:xfrm>
                          <a:prstGeom prst="rect">
                            <a:avLst/>
                          </a:prstGeom>
                        </pic:spPr>
                      </pic:pic>
                    </a:graphicData>
                  </a:graphic>
                </wp:inline>
              </w:drawing>
            </w:r>
          </w:p>
          <w:p w:rsidR="00152832" w:rsidDel="003C0EEC" w:rsidRDefault="00152832" w:rsidP="008B2308">
            <w:pPr>
              <w:rPr>
                <w:del w:id="54" w:author="Raffy Martinez" w:date="2020-12-02T07:18:00Z"/>
              </w:rPr>
            </w:pPr>
          </w:p>
          <w:p w:rsidR="00C81B2A" w:rsidDel="003C0EEC" w:rsidRDefault="00C81B2A" w:rsidP="008B2308">
            <w:pPr>
              <w:rPr>
                <w:del w:id="55" w:author="Raffy Martinez" w:date="2020-12-02T07:18:00Z"/>
              </w:rPr>
            </w:pPr>
          </w:p>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4842475" cy="2778388"/>
                  <wp:effectExtent l="19050" t="0" r="0"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24" cstate="print"/>
                          <a:stretch>
                            <a:fillRect/>
                          </a:stretch>
                        </pic:blipFill>
                        <pic:spPr>
                          <a:xfrm>
                            <a:off x="0" y="0"/>
                            <a:ext cx="4842475" cy="2778388"/>
                          </a:xfrm>
                          <a:prstGeom prst="rect">
                            <a:avLst/>
                          </a:prstGeom>
                        </pic:spPr>
                      </pic:pic>
                    </a:graphicData>
                  </a:graphic>
                </wp:inline>
              </w:drawing>
            </w:r>
            <w:r w:rsidR="005F0C86">
              <w:br/>
            </w:r>
            <w:r w:rsidR="005F0C86">
              <w:br/>
            </w:r>
            <w:r w:rsidR="005F0C86">
              <w:rPr>
                <w:noProof/>
              </w:rPr>
              <w:t>In the device tree, you now see the assigned name of the device (</w:t>
            </w:r>
            <w:r w:rsidR="005F0C86" w:rsidRPr="002C250C">
              <w:rPr>
                <w:b/>
                <w:noProof/>
              </w:rPr>
              <w:t xml:space="preserve">Ajuy </w:t>
            </w:r>
            <w:del w:id="56" w:author="Raffy Martinez" w:date="2020-12-01T15:02:00Z">
              <w:r w:rsidR="005F0C86" w:rsidRPr="002C250C" w:rsidDel="00F61486">
                <w:rPr>
                  <w:b/>
                  <w:noProof/>
                </w:rPr>
                <w:delText>00</w:delText>
              </w:r>
            </w:del>
            <w:r w:rsidR="005F0C86" w:rsidRPr="002C250C">
              <w:rPr>
                <w:b/>
                <w:noProof/>
              </w:rPr>
              <w:t>15</w:t>
            </w:r>
            <w:r w:rsidR="005F0C86">
              <w:rPr>
                <w:noProof/>
              </w:rPr>
              <w:t>). Below it, you will see a branch with the name of  the folder where the GPX files are saved (</w:t>
            </w:r>
            <w:ins w:id="57" w:author="Raffy Martinez" w:date="2020-12-01T15:02:00Z">
              <w:r w:rsidR="00F61486">
                <w:rPr>
                  <w:b/>
                  <w:noProof/>
                </w:rPr>
                <w:t>H</w:t>
              </w:r>
            </w:ins>
            <w:del w:id="58" w:author="Raffy Martinez" w:date="2020-12-01T15:02:00Z">
              <w:r w:rsidR="005F0C86" w:rsidRPr="002C250C" w:rsidDel="00F61486">
                <w:rPr>
                  <w:b/>
                  <w:noProof/>
                </w:rPr>
                <w:delText>K</w:delText>
              </w:r>
            </w:del>
            <w:r w:rsidR="005F0C86" w:rsidRPr="002C250C">
              <w:rPr>
                <w:b/>
                <w:noProof/>
              </w:rPr>
              <w:t>:\Garmin\GPX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ins w:id="59" w:author="Raffy Martinez" w:date="2020-12-02T15:49:00Z">
              <w:r w:rsidR="00B3560E">
                <w:rPr>
                  <w:noProof/>
                </w:rPr>
                <w:t xml:space="preserve"> </w:t>
              </w:r>
            </w:ins>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lastRenderedPageBreak/>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5"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6" cstate="print"/>
                    <a:stretch>
                      <a:fillRect/>
                    </a:stretch>
                  </pic:blipFill>
                  <pic:spPr>
                    <a:xfrm>
                      <a:off x="0" y="0"/>
                      <a:ext cx="4245504" cy="2160399"/>
                    </a:xfrm>
                    <a:prstGeom prst="rect">
                      <a:avLst/>
                    </a:prstGeom>
                  </pic:spPr>
                </pic:pic>
              </a:graphicData>
            </a:graphic>
          </wp:inline>
        </w:drawing>
      </w:r>
    </w:p>
    <w:p w:rsidR="005F0C86" w:rsidRDefault="005F0C86" w:rsidP="00523F70">
      <w:r>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lastRenderedPageBreak/>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7"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8"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9"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lastRenderedPageBreak/>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30"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581665" w:rsidP="00C81B2A">
      <w:pPr>
        <w:pStyle w:val="Heading2"/>
      </w:pPr>
      <w:r>
        <w:t>View archived GPX</w:t>
      </w:r>
      <w:r w:rsidR="00444A1A">
        <w:t xml:space="preserv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31"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lastRenderedPageBreak/>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32"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33"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AF76B5" w:rsidRDefault="00AF76B5" w:rsidP="00C81B2A">
      <w:pPr>
        <w:pStyle w:val="Heading2"/>
      </w:pPr>
      <w:r>
        <w:t>Importing GPS</w:t>
      </w:r>
    </w:p>
    <w:p w:rsidR="00AF76B5" w:rsidRDefault="00AF76B5" w:rsidP="00AF76B5">
      <w:r>
        <w:t xml:space="preserve">One or more GPS units can be imported into the database using an XML file that contains the details of one or several GPS.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AF76B5" w:rsidTr="0069344E">
        <w:tc>
          <w:tcPr>
            <w:tcW w:w="3528" w:type="dxa"/>
          </w:tcPr>
          <w:p w:rsidR="00AF76B5" w:rsidRDefault="00AF76B5" w:rsidP="0069344E">
            <w:pPr>
              <w:pStyle w:val="ListParagraph"/>
              <w:numPr>
                <w:ilvl w:val="0"/>
                <w:numId w:val="37"/>
              </w:numPr>
            </w:pPr>
            <w:r>
              <w:t xml:space="preserve">Click </w:t>
            </w:r>
            <w:r w:rsidR="0069344E">
              <w:t>the Archive button in the toolbar</w:t>
            </w:r>
          </w:p>
        </w:tc>
        <w:tc>
          <w:tcPr>
            <w:tcW w:w="7488" w:type="dxa"/>
          </w:tcPr>
          <w:p w:rsidR="00AF76B5" w:rsidRDefault="00AF76B5" w:rsidP="00AF76B5">
            <w:r>
              <w:rPr>
                <w:noProof/>
              </w:rPr>
              <w:drawing>
                <wp:inline distT="0" distB="0" distL="0" distR="0">
                  <wp:extent cx="1722356" cy="613589"/>
                  <wp:effectExtent l="19050" t="0" r="0" b="0"/>
                  <wp:docPr id="56"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8" cstate="print"/>
                          <a:stretch>
                            <a:fillRect/>
                          </a:stretch>
                        </pic:blipFill>
                        <pic:spPr>
                          <a:xfrm>
                            <a:off x="0" y="0"/>
                            <a:ext cx="1722356" cy="613589"/>
                          </a:xfrm>
                          <a:prstGeom prst="rect">
                            <a:avLst/>
                          </a:prstGeom>
                        </pic:spPr>
                      </pic:pic>
                    </a:graphicData>
                  </a:graphic>
                </wp:inline>
              </w:drawing>
            </w:r>
          </w:p>
          <w:p w:rsidR="00AF76B5" w:rsidRDefault="00AF76B5" w:rsidP="00AF76B5"/>
        </w:tc>
      </w:tr>
      <w:tr w:rsidR="00AF76B5" w:rsidTr="0069344E">
        <w:tc>
          <w:tcPr>
            <w:tcW w:w="3528" w:type="dxa"/>
          </w:tcPr>
          <w:p w:rsidR="00AF76B5" w:rsidRDefault="0069344E" w:rsidP="00320231">
            <w:pPr>
              <w:pStyle w:val="ListParagraph"/>
              <w:numPr>
                <w:ilvl w:val="0"/>
                <w:numId w:val="37"/>
              </w:numPr>
            </w:pPr>
            <w:r>
              <w:t>Right click on Archive</w:t>
            </w:r>
            <w:r w:rsidR="00AF76B5">
              <w:t xml:space="preserve"> </w:t>
            </w:r>
            <w:r w:rsidR="00320231">
              <w:t>main branch on</w:t>
            </w:r>
            <w:r>
              <w:t xml:space="preserve"> the device </w:t>
            </w:r>
            <w:r w:rsidR="00AF76B5">
              <w:t>tre</w:t>
            </w:r>
            <w:r>
              <w:t>e</w:t>
            </w:r>
            <w:r w:rsidR="00320231">
              <w:t xml:space="preserve"> and from the shortcut menu select </w:t>
            </w:r>
            <w:r w:rsidR="00320231" w:rsidRPr="00320231">
              <w:rPr>
                <w:b/>
              </w:rPr>
              <w:t>Import GPS</w:t>
            </w:r>
          </w:p>
        </w:tc>
        <w:tc>
          <w:tcPr>
            <w:tcW w:w="7488" w:type="dxa"/>
          </w:tcPr>
          <w:p w:rsidR="00AF76B5" w:rsidRDefault="0069344E" w:rsidP="00AF76B5">
            <w:r>
              <w:rPr>
                <w:noProof/>
              </w:rPr>
              <w:drawing>
                <wp:inline distT="0" distB="0" distL="0" distR="0">
                  <wp:extent cx="1668705" cy="1093985"/>
                  <wp:effectExtent l="19050" t="0" r="7695" b="0"/>
                  <wp:docPr id="58" name="Picture 57" descr="Import GPS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S context menu.jpg"/>
                          <pic:cNvPicPr/>
                        </pic:nvPicPr>
                        <pic:blipFill>
                          <a:blip r:embed="rId34" cstate="print"/>
                          <a:stretch>
                            <a:fillRect/>
                          </a:stretch>
                        </pic:blipFill>
                        <pic:spPr>
                          <a:xfrm>
                            <a:off x="0" y="0"/>
                            <a:ext cx="1668705" cy="1093985"/>
                          </a:xfrm>
                          <a:prstGeom prst="rect">
                            <a:avLst/>
                          </a:prstGeom>
                        </pic:spPr>
                      </pic:pic>
                    </a:graphicData>
                  </a:graphic>
                </wp:inline>
              </w:drawing>
            </w:r>
          </w:p>
          <w:p w:rsidR="00D41149" w:rsidRDefault="00D41149" w:rsidP="00AF76B5"/>
        </w:tc>
      </w:tr>
      <w:tr w:rsidR="0069344E" w:rsidTr="0069344E">
        <w:tc>
          <w:tcPr>
            <w:tcW w:w="3528" w:type="dxa"/>
          </w:tcPr>
          <w:p w:rsidR="0069344E" w:rsidRDefault="0069344E" w:rsidP="0069344E">
            <w:pPr>
              <w:pStyle w:val="ListParagraph"/>
              <w:numPr>
                <w:ilvl w:val="0"/>
                <w:numId w:val="37"/>
              </w:numPr>
            </w:pPr>
            <w:r>
              <w:lastRenderedPageBreak/>
              <w:t>Provide the XML file that contains the data of the GPS to be imported</w:t>
            </w:r>
          </w:p>
        </w:tc>
        <w:tc>
          <w:tcPr>
            <w:tcW w:w="7488" w:type="dxa"/>
          </w:tcPr>
          <w:p w:rsidR="0069344E" w:rsidRDefault="0069344E" w:rsidP="00AF76B5">
            <w:pPr>
              <w:rPr>
                <w:noProof/>
              </w:rPr>
            </w:pPr>
            <w:r>
              <w:rPr>
                <w:noProof/>
              </w:rPr>
              <w:drawing>
                <wp:inline distT="0" distB="0" distL="0" distR="0">
                  <wp:extent cx="4339317" cy="2567940"/>
                  <wp:effectExtent l="19050" t="0" r="4083" b="0"/>
                  <wp:docPr id="59" name="Picture 58" descr="provide import gps xml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import gps xml file.jpg"/>
                          <pic:cNvPicPr/>
                        </pic:nvPicPr>
                        <pic:blipFill>
                          <a:blip r:embed="rId35" cstate="print"/>
                          <a:stretch>
                            <a:fillRect/>
                          </a:stretch>
                        </pic:blipFill>
                        <pic:spPr>
                          <a:xfrm>
                            <a:off x="0" y="0"/>
                            <a:ext cx="4344023" cy="2570725"/>
                          </a:xfrm>
                          <a:prstGeom prst="rect">
                            <a:avLst/>
                          </a:prstGeom>
                        </pic:spPr>
                      </pic:pic>
                    </a:graphicData>
                  </a:graphic>
                </wp:inline>
              </w:drawing>
            </w:r>
          </w:p>
          <w:p w:rsidR="0069344E" w:rsidRDefault="0069344E" w:rsidP="00AF76B5">
            <w:pPr>
              <w:rPr>
                <w:noProof/>
              </w:rPr>
            </w:pPr>
          </w:p>
        </w:tc>
      </w:tr>
      <w:tr w:rsidR="00AF76B5" w:rsidTr="0069344E">
        <w:tc>
          <w:tcPr>
            <w:tcW w:w="3528" w:type="dxa"/>
          </w:tcPr>
          <w:p w:rsidR="00AF76B5" w:rsidRDefault="0069344E" w:rsidP="00655B3C">
            <w:pPr>
              <w:pStyle w:val="ListParagraph"/>
              <w:numPr>
                <w:ilvl w:val="0"/>
                <w:numId w:val="37"/>
              </w:numPr>
            </w:pPr>
            <w:r>
              <w:t>After successfully importing, the new GPS devices will be shown on the tree together with a confirmation message</w:t>
            </w:r>
            <w:r w:rsidR="00655B3C">
              <w:br/>
            </w:r>
            <w:r w:rsidR="00655B3C">
              <w:br/>
              <w:t>Take note that imported GPS units are already enrolled into the database</w:t>
            </w:r>
          </w:p>
        </w:tc>
        <w:tc>
          <w:tcPr>
            <w:tcW w:w="7488" w:type="dxa"/>
          </w:tcPr>
          <w:p w:rsidR="00AF76B5" w:rsidRDefault="0069344E" w:rsidP="00AF76B5">
            <w:r>
              <w:rPr>
                <w:noProof/>
              </w:rPr>
              <w:drawing>
                <wp:inline distT="0" distB="0" distL="0" distR="0">
                  <wp:extent cx="4302038" cy="2506980"/>
                  <wp:effectExtent l="19050" t="0" r="3262" b="0"/>
                  <wp:docPr id="60" name="Picture 59" descr="success import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 import GPS.jpg"/>
                          <pic:cNvPicPr/>
                        </pic:nvPicPr>
                        <pic:blipFill>
                          <a:blip r:embed="rId36" cstate="print"/>
                          <a:stretch>
                            <a:fillRect/>
                          </a:stretch>
                        </pic:blipFill>
                        <pic:spPr>
                          <a:xfrm>
                            <a:off x="0" y="0"/>
                            <a:ext cx="4304582" cy="2508463"/>
                          </a:xfrm>
                          <a:prstGeom prst="rect">
                            <a:avLst/>
                          </a:prstGeom>
                        </pic:spPr>
                      </pic:pic>
                    </a:graphicData>
                  </a:graphic>
                </wp:inline>
              </w:drawing>
            </w:r>
          </w:p>
          <w:p w:rsidR="00320231" w:rsidRDefault="00320231" w:rsidP="00AF76B5"/>
        </w:tc>
      </w:tr>
    </w:tbl>
    <w:p w:rsidR="00320231" w:rsidRDefault="00320231" w:rsidP="00C81B2A">
      <w:pPr>
        <w:pStyle w:val="Heading2"/>
      </w:pPr>
      <w:r>
        <w:t>Importing GPX files into the database</w:t>
      </w:r>
    </w:p>
    <w:p w:rsidR="00320231" w:rsidRDefault="00320231" w:rsidP="00320231">
      <w:pPr>
        <w:pStyle w:val="Heading3"/>
      </w:pPr>
      <w:r>
        <w:t>Requirements</w:t>
      </w:r>
    </w:p>
    <w:p w:rsidR="00320231" w:rsidRDefault="00320231" w:rsidP="00320231">
      <w:r>
        <w:t>To be able to import GPX files into the database, the following conditions must be met.</w:t>
      </w:r>
    </w:p>
    <w:p w:rsidR="00320231" w:rsidRDefault="00320231" w:rsidP="00320231">
      <w:pPr>
        <w:pStyle w:val="ListParagraph"/>
        <w:numPr>
          <w:ilvl w:val="0"/>
          <w:numId w:val="38"/>
        </w:numPr>
      </w:pPr>
      <w:r>
        <w:t>A folder</w:t>
      </w:r>
      <w:r w:rsidR="0036400D">
        <w:t xml:space="preserve"> must exist </w:t>
      </w:r>
      <w:r>
        <w:t>that contains all the GPX data to be imported. Let us refer to this folder as the Main Folder.</w:t>
      </w:r>
    </w:p>
    <w:p w:rsidR="00320231" w:rsidRDefault="00320231" w:rsidP="00320231">
      <w:pPr>
        <w:pStyle w:val="ListParagraph"/>
        <w:numPr>
          <w:ilvl w:val="0"/>
          <w:numId w:val="38"/>
        </w:numPr>
      </w:pPr>
      <w:r>
        <w:t>Inside the Main Folder, one or more folders with each folder named after a GPS unit. Let us refer to any one of these folders as a GPS Folder</w:t>
      </w:r>
      <w:r w:rsidR="006C4BFC">
        <w:t xml:space="preserve">. It is not necessary that the GPS Folder is a child of the Main Folder. It could be found in one or more subfolders deep into the </w:t>
      </w:r>
      <w:proofErr w:type="spellStart"/>
      <w:r w:rsidR="006C4BFC">
        <w:t>hirerarchy</w:t>
      </w:r>
      <w:proofErr w:type="spellEnd"/>
      <w:r w:rsidR="006C4BFC">
        <w:t>.</w:t>
      </w:r>
    </w:p>
    <w:p w:rsidR="00320231" w:rsidRDefault="00320231" w:rsidP="00320231">
      <w:pPr>
        <w:pStyle w:val="ListParagraph"/>
        <w:numPr>
          <w:ilvl w:val="0"/>
          <w:numId w:val="38"/>
        </w:numPr>
      </w:pPr>
      <w:r>
        <w:t>A</w:t>
      </w:r>
      <w:r w:rsidR="00655B3C">
        <w:t xml:space="preserve"> GPS F</w:t>
      </w:r>
      <w:r>
        <w:t xml:space="preserve">older can contain files or more folders. </w:t>
      </w:r>
      <w:r w:rsidR="00655B3C">
        <w:t>It is important that the GPS Folder name refers to a GPS that is already enrolled in the database</w:t>
      </w:r>
    </w:p>
    <w:p w:rsidR="00320231" w:rsidRDefault="00320231" w:rsidP="00320231">
      <w:pPr>
        <w:pStyle w:val="Heading3"/>
      </w:pPr>
      <w:r>
        <w:t>What will happen</w:t>
      </w:r>
    </w:p>
    <w:p w:rsidR="00320231" w:rsidRDefault="00320231" w:rsidP="00320231">
      <w:r>
        <w:t>The software will look at the c</w:t>
      </w:r>
      <w:r w:rsidR="0036400D">
        <w:t>ontents of each GPS F</w:t>
      </w:r>
      <w:r>
        <w:t>older. If it finds a GPX fi</w:t>
      </w:r>
      <w:r w:rsidR="00655B3C">
        <w:t>le, it will process that file, i</w:t>
      </w:r>
      <w:r>
        <w:t xml:space="preserve">f it finds a folder, it will look at the contents of that sub-folder and process any GPX file. </w:t>
      </w:r>
      <w:r w:rsidR="00655B3C">
        <w:t>For each subsequent subfolder, the process will be repeated until no more folders are found.</w:t>
      </w:r>
    </w:p>
    <w:p w:rsidR="00EC292B" w:rsidRDefault="00EC292B" w:rsidP="00EC292B">
      <w:pPr>
        <w:pStyle w:val="Heading3"/>
      </w:pPr>
      <w:r>
        <w:lastRenderedPageBreak/>
        <w:t>What is the result</w:t>
      </w:r>
    </w:p>
    <w:p w:rsidR="00EC292B" w:rsidRDefault="00EC292B" w:rsidP="00EC292B">
      <w:r>
        <w:t>Any GPX file that is successfully processed will be saved in the GPX archive of the database.</w:t>
      </w:r>
      <w:r w:rsidR="0036400D">
        <w:t xml:space="preserve"> </w:t>
      </w:r>
      <w:r w:rsidR="006C4BFC">
        <w:t>The Archive tree will be updated to show the months where the GPX data fall into.</w:t>
      </w:r>
    </w:p>
    <w:p w:rsidR="0036400D" w:rsidRDefault="0036400D" w:rsidP="0036400D">
      <w:pPr>
        <w:pStyle w:val="Heading3"/>
      </w:pPr>
      <w:r>
        <w:t>Importing GPX files to the Archive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36400D" w:rsidTr="00EC5D40">
        <w:tc>
          <w:tcPr>
            <w:tcW w:w="3528" w:type="dxa"/>
          </w:tcPr>
          <w:p w:rsidR="0036400D" w:rsidRDefault="0036400D" w:rsidP="0036400D">
            <w:pPr>
              <w:pStyle w:val="ListParagraph"/>
              <w:numPr>
                <w:ilvl w:val="0"/>
                <w:numId w:val="39"/>
              </w:numPr>
            </w:pPr>
            <w:r>
              <w:t>Click the Archive button in the toolbar</w:t>
            </w:r>
          </w:p>
        </w:tc>
        <w:tc>
          <w:tcPr>
            <w:tcW w:w="7488" w:type="dxa"/>
          </w:tcPr>
          <w:p w:rsidR="0036400D" w:rsidRDefault="0036400D" w:rsidP="00EC292B">
            <w:r w:rsidRPr="0036400D">
              <w:rPr>
                <w:noProof/>
              </w:rPr>
              <w:drawing>
                <wp:inline distT="0" distB="0" distL="0" distR="0">
                  <wp:extent cx="1722356" cy="613589"/>
                  <wp:effectExtent l="19050" t="0" r="0" b="0"/>
                  <wp:docPr id="61"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8" cstate="print"/>
                          <a:stretch>
                            <a:fillRect/>
                          </a:stretch>
                        </pic:blipFill>
                        <pic:spPr>
                          <a:xfrm>
                            <a:off x="0" y="0"/>
                            <a:ext cx="1722356" cy="613589"/>
                          </a:xfrm>
                          <a:prstGeom prst="rect">
                            <a:avLst/>
                          </a:prstGeom>
                        </pic:spPr>
                      </pic:pic>
                    </a:graphicData>
                  </a:graphic>
                </wp:inline>
              </w:drawing>
            </w:r>
          </w:p>
          <w:p w:rsidR="0036400D" w:rsidRDefault="0036400D" w:rsidP="00EC292B"/>
        </w:tc>
      </w:tr>
      <w:tr w:rsidR="0036400D" w:rsidTr="00EC5D40">
        <w:tc>
          <w:tcPr>
            <w:tcW w:w="3528" w:type="dxa"/>
          </w:tcPr>
          <w:p w:rsidR="0036400D" w:rsidRDefault="0036400D" w:rsidP="0036400D">
            <w:pPr>
              <w:pStyle w:val="ListParagraph"/>
              <w:numPr>
                <w:ilvl w:val="0"/>
                <w:numId w:val="39"/>
              </w:numPr>
            </w:pPr>
            <w:r>
              <w:t xml:space="preserve">Right click on Archive main branch on the device tree and from the shortcut menu select </w:t>
            </w:r>
            <w:r w:rsidRPr="00320231">
              <w:rPr>
                <w:b/>
              </w:rPr>
              <w:t>Import GP</w:t>
            </w:r>
            <w:r>
              <w:rPr>
                <w:b/>
              </w:rPr>
              <w:t>X</w:t>
            </w:r>
          </w:p>
        </w:tc>
        <w:tc>
          <w:tcPr>
            <w:tcW w:w="7488" w:type="dxa"/>
          </w:tcPr>
          <w:p w:rsidR="0036400D" w:rsidRDefault="0036400D" w:rsidP="00EC292B">
            <w:r>
              <w:rPr>
                <w:noProof/>
              </w:rPr>
              <w:drawing>
                <wp:inline distT="0" distB="0" distL="0" distR="0">
                  <wp:extent cx="1773167" cy="1176639"/>
                  <wp:effectExtent l="19050" t="0" r="0" b="0"/>
                  <wp:docPr id="62" name="Picture 61" descr="Import GPX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X context menu.jpg"/>
                          <pic:cNvPicPr/>
                        </pic:nvPicPr>
                        <pic:blipFill>
                          <a:blip r:embed="rId37" cstate="print"/>
                          <a:stretch>
                            <a:fillRect/>
                          </a:stretch>
                        </pic:blipFill>
                        <pic:spPr>
                          <a:xfrm>
                            <a:off x="0" y="0"/>
                            <a:ext cx="1773167" cy="1176639"/>
                          </a:xfrm>
                          <a:prstGeom prst="rect">
                            <a:avLst/>
                          </a:prstGeom>
                        </pic:spPr>
                      </pic:pic>
                    </a:graphicData>
                  </a:graphic>
                </wp:inline>
              </w:drawing>
            </w:r>
          </w:p>
          <w:p w:rsidR="0036400D" w:rsidRDefault="0036400D" w:rsidP="00EC292B"/>
        </w:tc>
      </w:tr>
      <w:tr w:rsidR="0036400D" w:rsidTr="00EC5D40">
        <w:tc>
          <w:tcPr>
            <w:tcW w:w="3528" w:type="dxa"/>
          </w:tcPr>
          <w:p w:rsidR="0036400D" w:rsidRDefault="00A55421" w:rsidP="00A55421">
            <w:pPr>
              <w:pStyle w:val="ListParagraph"/>
              <w:numPr>
                <w:ilvl w:val="0"/>
                <w:numId w:val="39"/>
              </w:numPr>
            </w:pPr>
            <w:r>
              <w:t>Provide the folder that contains the GPX files that will be imported to the database</w:t>
            </w:r>
          </w:p>
        </w:tc>
        <w:tc>
          <w:tcPr>
            <w:tcW w:w="7488" w:type="dxa"/>
          </w:tcPr>
          <w:p w:rsidR="0036400D" w:rsidRDefault="006C4BFC" w:rsidP="00EC292B">
            <w:r>
              <w:rPr>
                <w:noProof/>
              </w:rPr>
              <w:drawing>
                <wp:inline distT="0" distB="0" distL="0" distR="0">
                  <wp:extent cx="3506484" cy="1988820"/>
                  <wp:effectExtent l="19050" t="0" r="0" b="0"/>
                  <wp:docPr id="63" name="Picture 62" descr="locate folder for import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e folder for importing GPX.jpg"/>
                          <pic:cNvPicPr/>
                        </pic:nvPicPr>
                        <pic:blipFill>
                          <a:blip r:embed="rId38" cstate="print"/>
                          <a:stretch>
                            <a:fillRect/>
                          </a:stretch>
                        </pic:blipFill>
                        <pic:spPr>
                          <a:xfrm>
                            <a:off x="0" y="0"/>
                            <a:ext cx="3508082" cy="1989726"/>
                          </a:xfrm>
                          <a:prstGeom prst="rect">
                            <a:avLst/>
                          </a:prstGeom>
                        </pic:spPr>
                      </pic:pic>
                    </a:graphicData>
                  </a:graphic>
                </wp:inline>
              </w:drawing>
            </w:r>
          </w:p>
          <w:p w:rsidR="006C4BFC" w:rsidRDefault="006C4BFC" w:rsidP="00EC292B"/>
        </w:tc>
      </w:tr>
      <w:tr w:rsidR="00A55421" w:rsidTr="00EC5D40">
        <w:tc>
          <w:tcPr>
            <w:tcW w:w="3528" w:type="dxa"/>
          </w:tcPr>
          <w:p w:rsidR="00A55421" w:rsidRDefault="00A55421" w:rsidP="00EC5D40">
            <w:pPr>
              <w:pStyle w:val="ListParagraph"/>
              <w:numPr>
                <w:ilvl w:val="0"/>
                <w:numId w:val="39"/>
              </w:numPr>
            </w:pPr>
            <w:r>
              <w:t>After successfully importing GPX files, there will be a confirmation message.</w:t>
            </w:r>
            <w:r>
              <w:br/>
            </w:r>
            <w:r>
              <w:br/>
            </w:r>
            <w:r w:rsidR="00EC5D40">
              <w:t>The archive tree will be updated showing the months where the archived files fall into.</w:t>
            </w:r>
          </w:p>
        </w:tc>
        <w:tc>
          <w:tcPr>
            <w:tcW w:w="7488" w:type="dxa"/>
          </w:tcPr>
          <w:p w:rsidR="00A55421" w:rsidRDefault="00EC5D40" w:rsidP="00EC292B">
            <w:r>
              <w:rPr>
                <w:noProof/>
              </w:rPr>
              <w:drawing>
                <wp:inline distT="0" distB="0" distL="0" distR="0">
                  <wp:extent cx="3310890" cy="3206610"/>
                  <wp:effectExtent l="19050" t="0" r="3810" b="0"/>
                  <wp:docPr id="64" name="Picture 63" descr="updated tree showing months in arc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tree showing months in archive.jpg"/>
                          <pic:cNvPicPr/>
                        </pic:nvPicPr>
                        <pic:blipFill>
                          <a:blip r:embed="rId39" cstate="print"/>
                          <a:stretch>
                            <a:fillRect/>
                          </a:stretch>
                        </pic:blipFill>
                        <pic:spPr>
                          <a:xfrm>
                            <a:off x="0" y="0"/>
                            <a:ext cx="3310890" cy="3206610"/>
                          </a:xfrm>
                          <a:prstGeom prst="rect">
                            <a:avLst/>
                          </a:prstGeom>
                        </pic:spPr>
                      </pic:pic>
                    </a:graphicData>
                  </a:graphic>
                </wp:inline>
              </w:drawing>
            </w:r>
          </w:p>
          <w:p w:rsidR="00EC5D40" w:rsidRDefault="00EC5D40" w:rsidP="00EC292B"/>
        </w:tc>
      </w:tr>
    </w:tbl>
    <w:p w:rsidR="0036400D" w:rsidRDefault="0036400D" w:rsidP="00EC292B"/>
    <w:p w:rsidR="006A0F83" w:rsidRDefault="006A0F83" w:rsidP="006A0F83">
      <w:pPr>
        <w:pStyle w:val="Heading2"/>
      </w:pPr>
      <w:r>
        <w:lastRenderedPageBreak/>
        <w:t>Exporting archived GPX files to your computer’s hard drive</w:t>
      </w:r>
    </w:p>
    <w:p w:rsidR="006A0F83" w:rsidRDefault="006A0F83" w:rsidP="006A0F83">
      <w:r>
        <w:t>GPX Manager already saves backup copies GPX files in the database. If you want to copy the GPX files in the database into your computer’s backup folder, just follow these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7218"/>
      </w:tblGrid>
      <w:tr w:rsidR="006A0F83" w:rsidTr="00EC130D">
        <w:tc>
          <w:tcPr>
            <w:tcW w:w="3798" w:type="dxa"/>
          </w:tcPr>
          <w:p w:rsidR="006A0F83" w:rsidRDefault="00D41149" w:rsidP="00EC130D">
            <w:pPr>
              <w:pStyle w:val="ListParagraph"/>
              <w:numPr>
                <w:ilvl w:val="0"/>
                <w:numId w:val="40"/>
              </w:numPr>
            </w:pPr>
            <w:r>
              <w:t xml:space="preserve">From the Archive tree, </w:t>
            </w:r>
            <w:r w:rsidR="00EC130D">
              <w:t>open the shortcut menu and right</w:t>
            </w:r>
            <w:r>
              <w:t xml:space="preserve"> click </w:t>
            </w:r>
            <w:r w:rsidR="00EC130D" w:rsidRPr="00EC130D">
              <w:rPr>
                <w:b/>
              </w:rPr>
              <w:t>Backup GPX to drive</w:t>
            </w:r>
          </w:p>
        </w:tc>
        <w:tc>
          <w:tcPr>
            <w:tcW w:w="7218" w:type="dxa"/>
          </w:tcPr>
          <w:p w:rsidR="006A0F83" w:rsidRDefault="00EC130D" w:rsidP="006A0F83">
            <w:r>
              <w:rPr>
                <w:noProof/>
              </w:rPr>
              <w:drawing>
                <wp:inline distT="0" distB="0" distL="0" distR="0">
                  <wp:extent cx="1786890" cy="1175016"/>
                  <wp:effectExtent l="19050" t="0" r="3810" b="0"/>
                  <wp:docPr id="65" name="Picture 64" descr="backup gpx to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gpx to drive.jpg"/>
                          <pic:cNvPicPr/>
                        </pic:nvPicPr>
                        <pic:blipFill>
                          <a:blip r:embed="rId40" cstate="print"/>
                          <a:stretch>
                            <a:fillRect/>
                          </a:stretch>
                        </pic:blipFill>
                        <pic:spPr>
                          <a:xfrm>
                            <a:off x="0" y="0"/>
                            <a:ext cx="1786890" cy="1175016"/>
                          </a:xfrm>
                          <a:prstGeom prst="rect">
                            <a:avLst/>
                          </a:prstGeom>
                        </pic:spPr>
                      </pic:pic>
                    </a:graphicData>
                  </a:graphic>
                </wp:inline>
              </w:drawing>
            </w:r>
          </w:p>
          <w:p w:rsidR="00EC130D" w:rsidRDefault="00EC130D" w:rsidP="006A0F83"/>
        </w:tc>
      </w:tr>
      <w:tr w:rsidR="006A0F83" w:rsidTr="00EC130D">
        <w:tc>
          <w:tcPr>
            <w:tcW w:w="3798" w:type="dxa"/>
          </w:tcPr>
          <w:p w:rsidR="006A0F83" w:rsidRDefault="00EC130D" w:rsidP="00EC130D">
            <w:pPr>
              <w:pStyle w:val="ListParagraph"/>
              <w:numPr>
                <w:ilvl w:val="0"/>
                <w:numId w:val="40"/>
              </w:numPr>
            </w:pPr>
            <w:r>
              <w:t>After a short time, confirmation of the backup will be shown</w:t>
            </w:r>
          </w:p>
        </w:tc>
        <w:tc>
          <w:tcPr>
            <w:tcW w:w="7218" w:type="dxa"/>
          </w:tcPr>
          <w:p w:rsidR="006A0F83" w:rsidRDefault="00815A6B" w:rsidP="006A0F83">
            <w:r>
              <w:rPr>
                <w:noProof/>
              </w:rPr>
              <w:drawing>
                <wp:inline distT="0" distB="0" distL="0" distR="0">
                  <wp:extent cx="2221230" cy="1097790"/>
                  <wp:effectExtent l="19050" t="0" r="7620" b="0"/>
                  <wp:docPr id="68" name="Picture 67" descr="backup to drive conf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to drive confimation.jpg"/>
                          <pic:cNvPicPr/>
                        </pic:nvPicPr>
                        <pic:blipFill>
                          <a:blip r:embed="rId41" cstate="print"/>
                          <a:stretch>
                            <a:fillRect/>
                          </a:stretch>
                        </pic:blipFill>
                        <pic:spPr>
                          <a:xfrm>
                            <a:off x="0" y="0"/>
                            <a:ext cx="2223798" cy="1099059"/>
                          </a:xfrm>
                          <a:prstGeom prst="rect">
                            <a:avLst/>
                          </a:prstGeom>
                        </pic:spPr>
                      </pic:pic>
                    </a:graphicData>
                  </a:graphic>
                </wp:inline>
              </w:drawing>
            </w:r>
          </w:p>
          <w:p w:rsidR="00815A6B" w:rsidRDefault="00815A6B" w:rsidP="006A0F83"/>
        </w:tc>
      </w:tr>
      <w:tr w:rsidR="006A0F83" w:rsidTr="00EC130D">
        <w:tc>
          <w:tcPr>
            <w:tcW w:w="3798" w:type="dxa"/>
          </w:tcPr>
          <w:p w:rsidR="006A0F83" w:rsidRDefault="00EC130D" w:rsidP="00EC130D">
            <w:pPr>
              <w:pStyle w:val="ListParagraph"/>
              <w:numPr>
                <w:ilvl w:val="0"/>
                <w:numId w:val="40"/>
              </w:numPr>
            </w:pPr>
            <w:r>
              <w:t xml:space="preserve">To see the what has been backed up to your computer, open the context menu and select </w:t>
            </w:r>
            <w:r w:rsidRPr="00EC130D">
              <w:rPr>
                <w:b/>
              </w:rPr>
              <w:t>Open backup location</w:t>
            </w:r>
          </w:p>
        </w:tc>
        <w:tc>
          <w:tcPr>
            <w:tcW w:w="7218" w:type="dxa"/>
          </w:tcPr>
          <w:p w:rsidR="006A0F83" w:rsidRDefault="00EC130D" w:rsidP="006A0F83">
            <w:r>
              <w:rPr>
                <w:noProof/>
              </w:rPr>
              <w:drawing>
                <wp:inline distT="0" distB="0" distL="0" distR="0">
                  <wp:extent cx="1790700" cy="1202709"/>
                  <wp:effectExtent l="19050" t="0" r="0" b="0"/>
                  <wp:docPr id="66" name="Picture 65" descr="open backup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backup location.jpg"/>
                          <pic:cNvPicPr/>
                        </pic:nvPicPr>
                        <pic:blipFill>
                          <a:blip r:embed="rId42" cstate="print"/>
                          <a:stretch>
                            <a:fillRect/>
                          </a:stretch>
                        </pic:blipFill>
                        <pic:spPr>
                          <a:xfrm>
                            <a:off x="0" y="0"/>
                            <a:ext cx="1790700" cy="1202709"/>
                          </a:xfrm>
                          <a:prstGeom prst="rect">
                            <a:avLst/>
                          </a:prstGeom>
                        </pic:spPr>
                      </pic:pic>
                    </a:graphicData>
                  </a:graphic>
                </wp:inline>
              </w:drawing>
            </w:r>
          </w:p>
          <w:p w:rsidR="00EC130D" w:rsidRDefault="00EC130D" w:rsidP="006A0F83"/>
        </w:tc>
      </w:tr>
      <w:tr w:rsidR="00EC130D" w:rsidTr="00EC130D">
        <w:tc>
          <w:tcPr>
            <w:tcW w:w="3798" w:type="dxa"/>
          </w:tcPr>
          <w:p w:rsidR="00EC130D" w:rsidRDefault="00EC130D" w:rsidP="00B04209">
            <w:pPr>
              <w:pStyle w:val="ListParagraph"/>
              <w:numPr>
                <w:ilvl w:val="0"/>
                <w:numId w:val="40"/>
              </w:numPr>
            </w:pPr>
            <w:r>
              <w:t xml:space="preserve">The backup folder will open showing folders representing a GPS unit. </w:t>
            </w:r>
            <w:r>
              <w:br/>
            </w:r>
            <w:r>
              <w:br/>
              <w:t xml:space="preserve">If you open a folder, you will </w:t>
            </w:r>
            <w:r w:rsidR="00B04209">
              <w:t>find subfolders representing months where the data in the GPX fall into. The GPX file backups are found inside the month folders.</w:t>
            </w:r>
            <w:r w:rsidR="00B04209">
              <w:br/>
            </w:r>
            <w:r w:rsidR="00B04209">
              <w:br/>
              <w:t>Remember, the months does not represent when the file was created. It represents the time start of tracking or the timestamp of the first waypoint in the file.</w:t>
            </w:r>
          </w:p>
        </w:tc>
        <w:tc>
          <w:tcPr>
            <w:tcW w:w="7218" w:type="dxa"/>
          </w:tcPr>
          <w:p w:rsidR="00EC130D" w:rsidRDefault="00EC130D" w:rsidP="006A0F83">
            <w:pPr>
              <w:rPr>
                <w:noProof/>
              </w:rPr>
            </w:pPr>
            <w:r>
              <w:rPr>
                <w:noProof/>
              </w:rPr>
              <w:drawing>
                <wp:inline distT="0" distB="0" distL="0" distR="0">
                  <wp:extent cx="3501390" cy="2331626"/>
                  <wp:effectExtent l="19050" t="0" r="3810" b="0"/>
                  <wp:docPr id="67" name="Picture 66" descr="GPS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 backup folders.jpg"/>
                          <pic:cNvPicPr/>
                        </pic:nvPicPr>
                        <pic:blipFill>
                          <a:blip r:embed="rId43" cstate="print"/>
                          <a:stretch>
                            <a:fillRect/>
                          </a:stretch>
                        </pic:blipFill>
                        <pic:spPr>
                          <a:xfrm>
                            <a:off x="0" y="0"/>
                            <a:ext cx="3503911" cy="2333305"/>
                          </a:xfrm>
                          <a:prstGeom prst="rect">
                            <a:avLst/>
                          </a:prstGeom>
                        </pic:spPr>
                      </pic:pic>
                    </a:graphicData>
                  </a:graphic>
                </wp:inline>
              </w:drawing>
            </w:r>
          </w:p>
          <w:p w:rsidR="00EC130D" w:rsidRDefault="00EC130D" w:rsidP="006A0F83">
            <w:pPr>
              <w:rPr>
                <w:noProof/>
              </w:rPr>
            </w:pPr>
          </w:p>
        </w:tc>
      </w:tr>
    </w:tbl>
    <w:p w:rsidR="006A0F83" w:rsidRPr="006A0F83" w:rsidRDefault="006A0F83" w:rsidP="006A0F83"/>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lastRenderedPageBreak/>
              <w:t>Select a track GPX file</w:t>
            </w:r>
            <w:r w:rsidR="00D600DB">
              <w:t xml:space="preserve"> that </w:t>
            </w:r>
            <w:r w:rsidR="002A180C">
              <w:t>is</w:t>
            </w:r>
            <w:r w:rsidR="00D600DB">
              <w:t xml:space="preserv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44"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drawing>
                <wp:inline distT="0" distB="0" distL="0" distR="0">
                  <wp:extent cx="3769286" cy="2651760"/>
                  <wp:effectExtent l="19050" t="0" r="2614"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45" cstate="print"/>
                          <a:stretch>
                            <a:fillRect/>
                          </a:stretch>
                        </pic:blipFill>
                        <pic:spPr>
                          <a:xfrm>
                            <a:off x="0" y="0"/>
                            <a:ext cx="3769286" cy="2651760"/>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46"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lastRenderedPageBreak/>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47"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reduced handling of the GPS will produce benefits such as increased lifespan of the mechanical parts of the GPS.</w:t>
            </w:r>
            <w:r w:rsidR="00830435">
              <w:br/>
            </w:r>
            <w:r w:rsidR="00CA673E">
              <w:br/>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48"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49"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50"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51"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52"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53"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4"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55"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56"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57"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58"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59"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 xml:space="preserve">Objects on the maps are grouped in layers. To see what layers are on the map, click on the Layers button that is </w:t>
      </w:r>
      <w:r w:rsidR="00291887">
        <w:t xml:space="preserve">found </w:t>
      </w:r>
      <w:r>
        <w:t>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60"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61"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62"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4"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63"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64"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65"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66"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67"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68"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69"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70"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71"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72"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71"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73"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74"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75"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76"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77"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78"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72190"/>
    <w:multiLevelType w:val="hybridMultilevel"/>
    <w:tmpl w:val="70E2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22864"/>
    <w:multiLevelType w:val="hybridMultilevel"/>
    <w:tmpl w:val="50AC4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25554C"/>
    <w:multiLevelType w:val="hybridMultilevel"/>
    <w:tmpl w:val="F53EF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C04BC"/>
    <w:multiLevelType w:val="hybridMultilevel"/>
    <w:tmpl w:val="F104A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A17C3B"/>
    <w:multiLevelType w:val="hybridMultilevel"/>
    <w:tmpl w:val="FA1CB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321174"/>
    <w:multiLevelType w:val="hybridMultilevel"/>
    <w:tmpl w:val="A8F4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587093"/>
    <w:multiLevelType w:val="hybridMultilevel"/>
    <w:tmpl w:val="B5D0831E"/>
    <w:lvl w:ilvl="0" w:tplc="55ECD62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402B8B"/>
    <w:multiLevelType w:val="hybridMultilevel"/>
    <w:tmpl w:val="A036A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A360AC"/>
    <w:multiLevelType w:val="hybridMultilevel"/>
    <w:tmpl w:val="BCA0C3D8"/>
    <w:lvl w:ilvl="0" w:tplc="FDAC4B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2C79E5"/>
    <w:multiLevelType w:val="hybridMultilevel"/>
    <w:tmpl w:val="67DC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43"/>
  </w:num>
  <w:num w:numId="3">
    <w:abstractNumId w:val="44"/>
  </w:num>
  <w:num w:numId="4">
    <w:abstractNumId w:val="36"/>
  </w:num>
  <w:num w:numId="5">
    <w:abstractNumId w:val="18"/>
  </w:num>
  <w:num w:numId="6">
    <w:abstractNumId w:val="37"/>
  </w:num>
  <w:num w:numId="7">
    <w:abstractNumId w:val="38"/>
  </w:num>
  <w:num w:numId="8">
    <w:abstractNumId w:val="23"/>
  </w:num>
  <w:num w:numId="9">
    <w:abstractNumId w:val="21"/>
  </w:num>
  <w:num w:numId="10">
    <w:abstractNumId w:val="16"/>
  </w:num>
  <w:num w:numId="11">
    <w:abstractNumId w:val="14"/>
  </w:num>
  <w:num w:numId="12">
    <w:abstractNumId w:val="7"/>
  </w:num>
  <w:num w:numId="13">
    <w:abstractNumId w:val="13"/>
  </w:num>
  <w:num w:numId="14">
    <w:abstractNumId w:val="42"/>
  </w:num>
  <w:num w:numId="15">
    <w:abstractNumId w:val="15"/>
  </w:num>
  <w:num w:numId="16">
    <w:abstractNumId w:val="8"/>
  </w:num>
  <w:num w:numId="17">
    <w:abstractNumId w:val="1"/>
  </w:num>
  <w:num w:numId="18">
    <w:abstractNumId w:val="33"/>
  </w:num>
  <w:num w:numId="19">
    <w:abstractNumId w:val="40"/>
  </w:num>
  <w:num w:numId="20">
    <w:abstractNumId w:val="2"/>
  </w:num>
  <w:num w:numId="21">
    <w:abstractNumId w:val="11"/>
  </w:num>
  <w:num w:numId="22">
    <w:abstractNumId w:val="5"/>
  </w:num>
  <w:num w:numId="23">
    <w:abstractNumId w:val="3"/>
  </w:num>
  <w:num w:numId="24">
    <w:abstractNumId w:val="26"/>
  </w:num>
  <w:num w:numId="25">
    <w:abstractNumId w:val="12"/>
  </w:num>
  <w:num w:numId="26">
    <w:abstractNumId w:val="17"/>
  </w:num>
  <w:num w:numId="27">
    <w:abstractNumId w:val="10"/>
  </w:num>
  <w:num w:numId="28">
    <w:abstractNumId w:val="9"/>
  </w:num>
  <w:num w:numId="29">
    <w:abstractNumId w:val="35"/>
  </w:num>
  <w:num w:numId="30">
    <w:abstractNumId w:val="0"/>
  </w:num>
  <w:num w:numId="31">
    <w:abstractNumId w:val="27"/>
  </w:num>
  <w:num w:numId="32">
    <w:abstractNumId w:val="32"/>
  </w:num>
  <w:num w:numId="33">
    <w:abstractNumId w:val="41"/>
  </w:num>
  <w:num w:numId="34">
    <w:abstractNumId w:val="22"/>
  </w:num>
  <w:num w:numId="35">
    <w:abstractNumId w:val="39"/>
  </w:num>
  <w:num w:numId="36">
    <w:abstractNumId w:val="6"/>
  </w:num>
  <w:num w:numId="37">
    <w:abstractNumId w:val="24"/>
  </w:num>
  <w:num w:numId="38">
    <w:abstractNumId w:val="20"/>
  </w:num>
  <w:num w:numId="39">
    <w:abstractNumId w:val="4"/>
  </w:num>
  <w:num w:numId="40">
    <w:abstractNumId w:val="25"/>
  </w:num>
  <w:num w:numId="41">
    <w:abstractNumId w:val="34"/>
  </w:num>
  <w:num w:numId="42">
    <w:abstractNumId w:val="30"/>
  </w:num>
  <w:num w:numId="43">
    <w:abstractNumId w:val="19"/>
  </w:num>
  <w:num w:numId="44">
    <w:abstractNumId w:val="28"/>
  </w:num>
  <w:num w:numId="45">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revisionView w:markup="0"/>
  <w:trackRevisions/>
  <w:defaultTabStop w:val="720"/>
  <w:drawingGridHorizontalSpacing w:val="110"/>
  <w:displayHorizontalDrawingGridEvery w:val="2"/>
  <w:characterSpacingControl w:val="doNotCompress"/>
  <w:compat/>
  <w:rsids>
    <w:rsidRoot w:val="00EC4C33"/>
    <w:rsid w:val="00003A8E"/>
    <w:rsid w:val="00005815"/>
    <w:rsid w:val="00030BEE"/>
    <w:rsid w:val="00042202"/>
    <w:rsid w:val="0005460F"/>
    <w:rsid w:val="000636E2"/>
    <w:rsid w:val="00073BE0"/>
    <w:rsid w:val="00073C55"/>
    <w:rsid w:val="0009305E"/>
    <w:rsid w:val="000A2AE8"/>
    <w:rsid w:val="000C4BFD"/>
    <w:rsid w:val="000C57C3"/>
    <w:rsid w:val="000D4795"/>
    <w:rsid w:val="000E5C7A"/>
    <w:rsid w:val="000F2D85"/>
    <w:rsid w:val="00112604"/>
    <w:rsid w:val="00152832"/>
    <w:rsid w:val="00155BCD"/>
    <w:rsid w:val="00196B39"/>
    <w:rsid w:val="001A696D"/>
    <w:rsid w:val="001C6FDD"/>
    <w:rsid w:val="001D6B44"/>
    <w:rsid w:val="00210DFE"/>
    <w:rsid w:val="00226BC2"/>
    <w:rsid w:val="00254C42"/>
    <w:rsid w:val="00255B27"/>
    <w:rsid w:val="002611C2"/>
    <w:rsid w:val="00291887"/>
    <w:rsid w:val="002A0318"/>
    <w:rsid w:val="002A180C"/>
    <w:rsid w:val="002C0928"/>
    <w:rsid w:val="002C250C"/>
    <w:rsid w:val="00320231"/>
    <w:rsid w:val="003221B3"/>
    <w:rsid w:val="003320BA"/>
    <w:rsid w:val="00335E77"/>
    <w:rsid w:val="0034564F"/>
    <w:rsid w:val="0035132E"/>
    <w:rsid w:val="00363D0B"/>
    <w:rsid w:val="0036400D"/>
    <w:rsid w:val="00394C60"/>
    <w:rsid w:val="00396914"/>
    <w:rsid w:val="003A1A33"/>
    <w:rsid w:val="003C0EEC"/>
    <w:rsid w:val="00424A43"/>
    <w:rsid w:val="00430CB3"/>
    <w:rsid w:val="00431589"/>
    <w:rsid w:val="00431D7A"/>
    <w:rsid w:val="00444A1A"/>
    <w:rsid w:val="00450BC8"/>
    <w:rsid w:val="0049046F"/>
    <w:rsid w:val="004B4F39"/>
    <w:rsid w:val="004C21D7"/>
    <w:rsid w:val="004E0955"/>
    <w:rsid w:val="00522AB9"/>
    <w:rsid w:val="00523F70"/>
    <w:rsid w:val="005420FB"/>
    <w:rsid w:val="00547E0D"/>
    <w:rsid w:val="005565F4"/>
    <w:rsid w:val="00581665"/>
    <w:rsid w:val="005C20B2"/>
    <w:rsid w:val="005F0C86"/>
    <w:rsid w:val="00624BE3"/>
    <w:rsid w:val="00655B3C"/>
    <w:rsid w:val="0069344E"/>
    <w:rsid w:val="006A0F83"/>
    <w:rsid w:val="006A4805"/>
    <w:rsid w:val="006C4BFC"/>
    <w:rsid w:val="006E1FC6"/>
    <w:rsid w:val="006F1FF3"/>
    <w:rsid w:val="00703451"/>
    <w:rsid w:val="007067B6"/>
    <w:rsid w:val="00712630"/>
    <w:rsid w:val="00716616"/>
    <w:rsid w:val="007321EF"/>
    <w:rsid w:val="00754BBB"/>
    <w:rsid w:val="0076167D"/>
    <w:rsid w:val="007832F1"/>
    <w:rsid w:val="00784DBC"/>
    <w:rsid w:val="0079437F"/>
    <w:rsid w:val="007A1EF4"/>
    <w:rsid w:val="007A6348"/>
    <w:rsid w:val="007B3C9A"/>
    <w:rsid w:val="007D6D55"/>
    <w:rsid w:val="00815A6B"/>
    <w:rsid w:val="00830435"/>
    <w:rsid w:val="00836E79"/>
    <w:rsid w:val="008510A0"/>
    <w:rsid w:val="00867950"/>
    <w:rsid w:val="00874019"/>
    <w:rsid w:val="008A25BE"/>
    <w:rsid w:val="008B2308"/>
    <w:rsid w:val="008C29E4"/>
    <w:rsid w:val="008C3396"/>
    <w:rsid w:val="008D7737"/>
    <w:rsid w:val="008D7A8B"/>
    <w:rsid w:val="008F41DF"/>
    <w:rsid w:val="00902254"/>
    <w:rsid w:val="00913F6A"/>
    <w:rsid w:val="009A0FF5"/>
    <w:rsid w:val="009C113D"/>
    <w:rsid w:val="00A10FFB"/>
    <w:rsid w:val="00A27623"/>
    <w:rsid w:val="00A55421"/>
    <w:rsid w:val="00A6557D"/>
    <w:rsid w:val="00A65FCC"/>
    <w:rsid w:val="00A70D54"/>
    <w:rsid w:val="00A850FE"/>
    <w:rsid w:val="00AC416F"/>
    <w:rsid w:val="00AE01FE"/>
    <w:rsid w:val="00AF76B5"/>
    <w:rsid w:val="00B04209"/>
    <w:rsid w:val="00B3560E"/>
    <w:rsid w:val="00B44F47"/>
    <w:rsid w:val="00B963B5"/>
    <w:rsid w:val="00BE182F"/>
    <w:rsid w:val="00C067CE"/>
    <w:rsid w:val="00C206DF"/>
    <w:rsid w:val="00C36568"/>
    <w:rsid w:val="00C4446C"/>
    <w:rsid w:val="00C62398"/>
    <w:rsid w:val="00C7398D"/>
    <w:rsid w:val="00C81B2A"/>
    <w:rsid w:val="00CA673E"/>
    <w:rsid w:val="00CB41B7"/>
    <w:rsid w:val="00D16253"/>
    <w:rsid w:val="00D41149"/>
    <w:rsid w:val="00D45563"/>
    <w:rsid w:val="00D522DB"/>
    <w:rsid w:val="00D57C12"/>
    <w:rsid w:val="00D600DB"/>
    <w:rsid w:val="00D85032"/>
    <w:rsid w:val="00D945FD"/>
    <w:rsid w:val="00DD580B"/>
    <w:rsid w:val="00DD62D5"/>
    <w:rsid w:val="00E54137"/>
    <w:rsid w:val="00EB0571"/>
    <w:rsid w:val="00EB4505"/>
    <w:rsid w:val="00EC130D"/>
    <w:rsid w:val="00EC292B"/>
    <w:rsid w:val="00EC4C33"/>
    <w:rsid w:val="00EC5D40"/>
    <w:rsid w:val="00ED3EB8"/>
    <w:rsid w:val="00ED45BB"/>
    <w:rsid w:val="00EF7685"/>
    <w:rsid w:val="00F1426C"/>
    <w:rsid w:val="00F421D8"/>
    <w:rsid w:val="00F61486"/>
    <w:rsid w:val="00F915E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hyperlink" Target="https://github.com/MapWindow/MapWinGIS/releases/tag/v4.9.6.0"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hyperlink" Target="https://en.wikipedia.org/wiki/GPS_Exchange_Format" TargetMode="External"/><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1.bin"/><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3606</TotalTime>
  <Pages>28</Pages>
  <Words>3926</Words>
  <Characters>22384</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64</cp:revision>
  <cp:lastPrinted>2020-12-02T07:52:00Z</cp:lastPrinted>
  <dcterms:created xsi:type="dcterms:W3CDTF">2020-11-14T02:27:00Z</dcterms:created>
  <dcterms:modified xsi:type="dcterms:W3CDTF">2020-12-02T07:53:00Z</dcterms:modified>
</cp:coreProperties>
</file>